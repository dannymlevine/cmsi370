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703AE9C" w14:textId="77777777" w:rsidR="00A92B37" w:rsidRDefault="00A2773D">
      <w:pPr>
        <w:pStyle w:val="normal0"/>
      </w:pPr>
      <w:r>
        <w:rPr>
          <w:sz w:val="24"/>
        </w:rPr>
        <w:t>Daniel Levine</w:t>
      </w:r>
    </w:p>
    <w:p w14:paraId="134E8019" w14:textId="77777777" w:rsidR="00A92B37" w:rsidRDefault="00A2773D">
      <w:pPr>
        <w:pStyle w:val="normal0"/>
      </w:pPr>
      <w:r>
        <w:rPr>
          <w:sz w:val="24"/>
        </w:rPr>
        <w:t>Dr. Dionisio</w:t>
      </w:r>
    </w:p>
    <w:p w14:paraId="4595085D" w14:textId="77777777" w:rsidR="00A92B37" w:rsidRDefault="00A2773D">
      <w:pPr>
        <w:pStyle w:val="normal0"/>
      </w:pPr>
      <w:r>
        <w:rPr>
          <w:sz w:val="24"/>
        </w:rPr>
        <w:t>Interaction Design</w:t>
      </w:r>
    </w:p>
    <w:p w14:paraId="016EA3FE" w14:textId="77777777" w:rsidR="00A92B37" w:rsidRDefault="00A92B37">
      <w:pPr>
        <w:pStyle w:val="normal0"/>
      </w:pPr>
    </w:p>
    <w:p w14:paraId="0C95F056" w14:textId="77777777" w:rsidR="00A92B37" w:rsidRDefault="00A92B37">
      <w:pPr>
        <w:pStyle w:val="normal0"/>
      </w:pPr>
    </w:p>
    <w:p w14:paraId="6F31DB66" w14:textId="77777777" w:rsidR="00A92B37" w:rsidRDefault="00A2773D">
      <w:pPr>
        <w:pStyle w:val="normal0"/>
        <w:jc w:val="center"/>
      </w:pPr>
      <w:r>
        <w:rPr>
          <w:sz w:val="24"/>
        </w:rPr>
        <w:t>Heuristic Evaluation</w:t>
      </w:r>
    </w:p>
    <w:p w14:paraId="66BABA52" w14:textId="77777777" w:rsidR="00A92B37" w:rsidRDefault="00A92B37">
      <w:pPr>
        <w:pStyle w:val="normal0"/>
        <w:jc w:val="center"/>
      </w:pPr>
    </w:p>
    <w:p w14:paraId="248AD15B" w14:textId="77777777" w:rsidR="00A92B37" w:rsidRDefault="00A92B37">
      <w:pPr>
        <w:pStyle w:val="normal0"/>
        <w:spacing w:line="480" w:lineRule="auto"/>
        <w:jc w:val="center"/>
      </w:pPr>
    </w:p>
    <w:p w14:paraId="7C8E434E" w14:textId="34DA07BD" w:rsidR="00A92B37" w:rsidRDefault="00A2773D">
      <w:pPr>
        <w:pStyle w:val="normal0"/>
        <w:spacing w:line="480" w:lineRule="auto"/>
        <w:ind w:firstLine="720"/>
      </w:pPr>
      <w:commentRangeStart w:id="0"/>
      <w:r>
        <w:rPr>
          <w:sz w:val="24"/>
        </w:rPr>
        <w:t>Usability is defined as</w:t>
      </w:r>
      <w:r>
        <w:rPr>
          <w:color w:val="222222"/>
          <w:sz w:val="24"/>
          <w:highlight w:val="white"/>
        </w:rPr>
        <w:t xml:space="preserve"> the ease of use and learnability of a human-made object</w:t>
      </w:r>
      <w:commentRangeEnd w:id="0"/>
      <w:r w:rsidR="00B3608A">
        <w:rPr>
          <w:rStyle w:val="CommentReference"/>
        </w:rPr>
        <w:commentReference w:id="0"/>
      </w:r>
      <w:r>
        <w:rPr>
          <w:color w:val="222222"/>
          <w:sz w:val="24"/>
          <w:highlight w:val="white"/>
        </w:rPr>
        <w:t xml:space="preserve">.  Our group set out to see measure the usability of the web browsers Opera and Safari on a Mac OS using 5 different metrics as defined by the current consensus: 1.Time to </w:t>
      </w:r>
      <w:commentRangeStart w:id="1"/>
      <w:r>
        <w:rPr>
          <w:color w:val="222222"/>
          <w:sz w:val="24"/>
          <w:highlight w:val="white"/>
        </w:rPr>
        <w:t xml:space="preserve">learn </w:t>
      </w:r>
      <w:commentRangeEnd w:id="1"/>
      <w:r w:rsidR="00B3608A">
        <w:rPr>
          <w:rStyle w:val="CommentReference"/>
        </w:rPr>
        <w:commentReference w:id="1"/>
      </w:r>
      <w:r>
        <w:rPr>
          <w:color w:val="222222"/>
          <w:sz w:val="24"/>
          <w:highlight w:val="white"/>
        </w:rPr>
        <w:t>(learnability)</w:t>
      </w:r>
      <w:proofErr w:type="gramStart"/>
      <w:r>
        <w:rPr>
          <w:color w:val="222222"/>
          <w:sz w:val="24"/>
          <w:highlight w:val="white"/>
        </w:rPr>
        <w:t>,2</w:t>
      </w:r>
      <w:proofErr w:type="gramEnd"/>
      <w:r>
        <w:rPr>
          <w:color w:val="222222"/>
          <w:sz w:val="24"/>
          <w:highlight w:val="white"/>
        </w:rPr>
        <w:t xml:space="preserve">. </w:t>
      </w:r>
      <w:commentRangeStart w:id="2"/>
      <w:proofErr w:type="gramStart"/>
      <w:r>
        <w:rPr>
          <w:color w:val="222222"/>
          <w:sz w:val="24"/>
          <w:highlight w:val="white"/>
        </w:rPr>
        <w:t>Speed of performance</w:t>
      </w:r>
      <w:commentRangeEnd w:id="2"/>
      <w:r w:rsidR="00B3608A">
        <w:rPr>
          <w:rStyle w:val="CommentReference"/>
        </w:rPr>
        <w:commentReference w:id="2"/>
      </w:r>
      <w:r>
        <w:rPr>
          <w:color w:val="222222"/>
          <w:sz w:val="24"/>
          <w:highlight w:val="white"/>
        </w:rPr>
        <w:t xml:space="preserve"> (efficiency), 3.Rate of errors by users (errors), 4.</w:t>
      </w:r>
      <w:proofErr w:type="gramEnd"/>
      <w:r>
        <w:rPr>
          <w:color w:val="222222"/>
          <w:sz w:val="24"/>
          <w:highlight w:val="white"/>
        </w:rPr>
        <w:t xml:space="preserve"> Retention over time (memorability)</w:t>
      </w:r>
      <w:proofErr w:type="gramStart"/>
      <w:r>
        <w:rPr>
          <w:color w:val="222222"/>
          <w:sz w:val="24"/>
          <w:highlight w:val="white"/>
        </w:rPr>
        <w:t>,5</w:t>
      </w:r>
      <w:proofErr w:type="gramEnd"/>
      <w:r>
        <w:rPr>
          <w:color w:val="222222"/>
          <w:sz w:val="24"/>
          <w:highlight w:val="white"/>
        </w:rPr>
        <w:t xml:space="preserve">. </w:t>
      </w:r>
      <w:proofErr w:type="gramStart"/>
      <w:r>
        <w:rPr>
          <w:color w:val="222222"/>
          <w:sz w:val="24"/>
          <w:highlight w:val="white"/>
        </w:rPr>
        <w:t>Subjective satisfaction (satisfaction).</w:t>
      </w:r>
      <w:proofErr w:type="gramEnd"/>
      <w:r>
        <w:rPr>
          <w:color w:val="222222"/>
          <w:sz w:val="24"/>
          <w:highlight w:val="white"/>
        </w:rPr>
        <w:t xml:space="preserve"> </w:t>
      </w:r>
      <w:r>
        <w:rPr>
          <w:sz w:val="24"/>
        </w:rPr>
        <w:t xml:space="preserve">We determined 3 tasks to measure using 3 of the five metrics on each task to </w:t>
      </w:r>
      <w:commentRangeStart w:id="3"/>
      <w:r>
        <w:rPr>
          <w:sz w:val="24"/>
        </w:rPr>
        <w:t xml:space="preserve">determine </w:t>
      </w:r>
      <w:commentRangeEnd w:id="3"/>
      <w:r w:rsidR="00B3608A">
        <w:rPr>
          <w:rStyle w:val="CommentReference"/>
        </w:rPr>
        <w:commentReference w:id="3"/>
      </w:r>
      <w:r>
        <w:rPr>
          <w:sz w:val="24"/>
        </w:rPr>
        <w:t xml:space="preserve">which of the browsers had superior usability. The tasks we decided upon were using each browser to print a page from the </w:t>
      </w:r>
      <w:proofErr w:type="gramStart"/>
      <w:r>
        <w:rPr>
          <w:sz w:val="24"/>
        </w:rPr>
        <w:t>internet</w:t>
      </w:r>
      <w:proofErr w:type="gramEnd"/>
      <w:r>
        <w:rPr>
          <w:sz w:val="24"/>
        </w:rPr>
        <w:t>, set a homepage</w:t>
      </w:r>
      <w:ins w:id="4" w:author="John David N. Dionisio" w:date="2014-10-17T23:49:00Z">
        <w:r w:rsidR="00913C73">
          <w:rPr>
            <w:sz w:val="24"/>
          </w:rPr>
          <w:t>,</w:t>
        </w:r>
      </w:ins>
      <w:r>
        <w:rPr>
          <w:sz w:val="24"/>
        </w:rPr>
        <w:t xml:space="preserve"> and zooming into the webpage. The three metrics we used to measure usability for each of the tasks were learnability,</w:t>
      </w:r>
      <w:ins w:id="5" w:author="John David N. Dionisio" w:date="2014-10-17T23:49:00Z">
        <w:r w:rsidR="00913C73">
          <w:rPr>
            <w:sz w:val="24"/>
          </w:rPr>
          <w:t xml:space="preserve"> </w:t>
        </w:r>
      </w:ins>
      <w:r>
        <w:rPr>
          <w:sz w:val="24"/>
        </w:rPr>
        <w:t>errors</w:t>
      </w:r>
      <w:ins w:id="6" w:author="John David N. Dionisio" w:date="2014-10-17T23:49:00Z">
        <w:r w:rsidR="00913C73">
          <w:rPr>
            <w:sz w:val="24"/>
          </w:rPr>
          <w:t>,</w:t>
        </w:r>
      </w:ins>
      <w:r>
        <w:rPr>
          <w:sz w:val="24"/>
        </w:rPr>
        <w:t xml:space="preserve"> and satisfaction. We began the testing under the </w:t>
      </w:r>
      <w:commentRangeStart w:id="7"/>
      <w:r>
        <w:rPr>
          <w:sz w:val="24"/>
        </w:rPr>
        <w:t>preconceived notion</w:t>
      </w:r>
      <w:commentRangeEnd w:id="7"/>
      <w:r w:rsidR="00913C73">
        <w:rPr>
          <w:rStyle w:val="CommentReference"/>
        </w:rPr>
        <w:commentReference w:id="7"/>
      </w:r>
      <w:r>
        <w:rPr>
          <w:sz w:val="24"/>
        </w:rPr>
        <w:t xml:space="preserve"> that Safari would be superior to Opera based on the knowledge that Safari is used more frequently than Opera and is widely considered to be a good browser. Through our testing we found that our </w:t>
      </w:r>
      <w:commentRangeStart w:id="8"/>
      <w:r>
        <w:rPr>
          <w:sz w:val="24"/>
        </w:rPr>
        <w:t xml:space="preserve">hypothesis </w:t>
      </w:r>
      <w:commentRangeEnd w:id="8"/>
      <w:r w:rsidR="00913C73">
        <w:rPr>
          <w:rStyle w:val="CommentReference"/>
        </w:rPr>
        <w:commentReference w:id="8"/>
      </w:r>
      <w:r>
        <w:rPr>
          <w:sz w:val="24"/>
        </w:rPr>
        <w:t xml:space="preserve">was correct, Safari fared much better in every task and gave nearly all users a higher level of satisfaction. Through my analysis I believe the higher level of satisfaction displayed in Safari over the level of satisfaction in Opera corresponds directly with the faster learnability in Safari and lower errors experienced when using Safari. </w:t>
      </w:r>
    </w:p>
    <w:p w14:paraId="78B910D4" w14:textId="4AF8C0E0" w:rsidR="00A92B37" w:rsidRDefault="00A2773D">
      <w:pPr>
        <w:pStyle w:val="normal0"/>
        <w:spacing w:line="480" w:lineRule="auto"/>
        <w:ind w:firstLine="720"/>
      </w:pPr>
      <w:r>
        <w:rPr>
          <w:sz w:val="24"/>
        </w:rPr>
        <w:t xml:space="preserve">The creators of Opera consistently failed to relay their mental model to the </w:t>
      </w:r>
      <w:proofErr w:type="gramStart"/>
      <w:r>
        <w:rPr>
          <w:sz w:val="24"/>
        </w:rPr>
        <w:t>users which</w:t>
      </w:r>
      <w:proofErr w:type="gramEnd"/>
      <w:r>
        <w:rPr>
          <w:sz w:val="24"/>
        </w:rPr>
        <w:t xml:space="preserve"> led to multiple errors from our testers leading to far more complications</w:t>
      </w:r>
      <w:ins w:id="9" w:author="John David N. Dionisio" w:date="2014-10-17T23:51:00Z">
        <w:r>
          <w:rPr>
            <w:sz w:val="24"/>
          </w:rPr>
          <w:t xml:space="preserve"> </w:t>
        </w:r>
      </w:ins>
      <w:r>
        <w:rPr>
          <w:sz w:val="24"/>
        </w:rPr>
        <w:t xml:space="preserve">(errors) </w:t>
      </w:r>
      <w:r>
        <w:rPr>
          <w:sz w:val="24"/>
        </w:rPr>
        <w:lastRenderedPageBreak/>
        <w:t xml:space="preserve">than found in the Safari browser. </w:t>
      </w:r>
      <w:commentRangeStart w:id="10"/>
      <w:r>
        <w:rPr>
          <w:sz w:val="24"/>
        </w:rPr>
        <w:t xml:space="preserve">The task that Opera consistently failed was the setting of </w:t>
      </w:r>
      <w:del w:id="11" w:author="John David N. Dionisio" w:date="2014-10-17T23:51:00Z">
        <w:r w:rsidDel="00A2773D">
          <w:rPr>
            <w:sz w:val="24"/>
          </w:rPr>
          <w:delText xml:space="preserve"> </w:delText>
        </w:r>
      </w:del>
      <w:r>
        <w:rPr>
          <w:sz w:val="24"/>
        </w:rPr>
        <w:t>a web page as the homepage</w:t>
      </w:r>
      <w:del w:id="12" w:author="John David N. Dionisio" w:date="2014-10-17T23:51:00Z">
        <w:r w:rsidDel="00A2773D">
          <w:rPr>
            <w:sz w:val="24"/>
          </w:rPr>
          <w:delText xml:space="preserve">, </w:delText>
        </w:r>
      </w:del>
      <w:ins w:id="13" w:author="John David N. Dionisio" w:date="2014-10-17T23:51:00Z">
        <w:r>
          <w:rPr>
            <w:sz w:val="24"/>
          </w:rPr>
          <w:t xml:space="preserve">; </w:t>
        </w:r>
      </w:ins>
      <w:r>
        <w:rPr>
          <w:sz w:val="24"/>
        </w:rPr>
        <w:t>our group found that even if the user set a page as a homepage it would simply lead to the original start-up page</w:t>
      </w:r>
      <w:ins w:id="14" w:author="John David N. Dionisio" w:date="2014-10-17T23:51:00Z">
        <w:r>
          <w:rPr>
            <w:sz w:val="24"/>
          </w:rPr>
          <w:t>.</w:t>
        </w:r>
      </w:ins>
      <w:r>
        <w:rPr>
          <w:sz w:val="24"/>
        </w:rPr>
        <w:t xml:space="preserve"> </w:t>
      </w:r>
      <w:ins w:id="15" w:author="John David N. Dionisio" w:date="2014-10-17T23:51:00Z">
        <w:r>
          <w:rPr>
            <w:sz w:val="24"/>
          </w:rPr>
          <w:t xml:space="preserve"> </w:t>
        </w:r>
      </w:ins>
      <w:del w:id="16" w:author="John David N. Dionisio" w:date="2014-10-17T23:51:00Z">
        <w:r w:rsidDel="00A2773D">
          <w:rPr>
            <w:sz w:val="24"/>
          </w:rPr>
          <w:delText>t</w:delText>
        </w:r>
      </w:del>
      <w:ins w:id="17" w:author="John David N. Dionisio" w:date="2014-10-17T23:51:00Z">
        <w:r>
          <w:rPr>
            <w:sz w:val="24"/>
          </w:rPr>
          <w:t>T</w:t>
        </w:r>
      </w:ins>
      <w:r>
        <w:rPr>
          <w:sz w:val="24"/>
        </w:rPr>
        <w:t>his represents a huge miscommunication from the creators of Opera to its users</w:t>
      </w:r>
      <w:commentRangeEnd w:id="10"/>
      <w:r>
        <w:rPr>
          <w:rStyle w:val="CommentReference"/>
        </w:rPr>
        <w:commentReference w:id="10"/>
      </w:r>
      <w:r>
        <w:rPr>
          <w:sz w:val="24"/>
        </w:rPr>
        <w:t xml:space="preserve">. Opera in this task failed to follow some “golden rules” of interaction design because of its inability to cater to universal usability and prevent errors.  Safari </w:t>
      </w:r>
      <w:commentRangeStart w:id="18"/>
      <w:r>
        <w:rPr>
          <w:sz w:val="24"/>
        </w:rPr>
        <w:t>measure</w:t>
      </w:r>
      <w:ins w:id="19" w:author="John David N. Dionisio" w:date="2014-10-17T23:52:00Z">
        <w:r>
          <w:rPr>
            <w:sz w:val="24"/>
          </w:rPr>
          <w:t>d</w:t>
        </w:r>
        <w:commentRangeEnd w:id="18"/>
        <w:r>
          <w:rPr>
            <w:rStyle w:val="CommentReference"/>
          </w:rPr>
          <w:commentReference w:id="18"/>
        </w:r>
      </w:ins>
      <w:r>
        <w:rPr>
          <w:sz w:val="24"/>
        </w:rPr>
        <w:t xml:space="preserve"> much higher in this task because they stayed consistent to what their users expect registering much higher levels of satisfaction because users were happy with the lack of errors</w:t>
      </w:r>
      <w:commentRangeStart w:id="21"/>
      <w:r>
        <w:rPr>
          <w:sz w:val="24"/>
        </w:rPr>
        <w:t>.</w:t>
      </w:r>
      <w:commentRangeEnd w:id="21"/>
      <w:r>
        <w:rPr>
          <w:rStyle w:val="CommentReference"/>
        </w:rPr>
        <w:commentReference w:id="21"/>
      </w:r>
    </w:p>
    <w:p w14:paraId="6EC77AD7" w14:textId="77777777" w:rsidR="00A92B37" w:rsidRDefault="00A2773D">
      <w:pPr>
        <w:pStyle w:val="normal0"/>
        <w:spacing w:line="480" w:lineRule="auto"/>
      </w:pPr>
      <w:r>
        <w:rPr>
          <w:noProof/>
        </w:rPr>
        <w:drawing>
          <wp:inline distT="114300" distB="114300" distL="114300" distR="114300" wp14:anchorId="3898BBC8" wp14:editId="5668BAE7">
            <wp:extent cx="2909888" cy="2057400"/>
            <wp:effectExtent l="0" t="0" r="0" b="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6"/>
                    <a:srcRect/>
                    <a:stretch>
                      <a:fillRect/>
                    </a:stretch>
                  </pic:blipFill>
                  <pic:spPr>
                    <a:xfrm>
                      <a:off x="0" y="0"/>
                      <a:ext cx="2909888" cy="2057400"/>
                    </a:xfrm>
                    <a:prstGeom prst="rect">
                      <a:avLst/>
                    </a:prstGeom>
                    <a:ln/>
                  </pic:spPr>
                </pic:pic>
              </a:graphicData>
            </a:graphic>
          </wp:inline>
        </w:drawing>
      </w:r>
      <w:r>
        <w:rPr>
          <w:noProof/>
        </w:rPr>
        <w:drawing>
          <wp:inline distT="114300" distB="114300" distL="114300" distR="114300" wp14:anchorId="0AD70231" wp14:editId="757BD635">
            <wp:extent cx="2943225" cy="2043113"/>
            <wp:effectExtent l="0" t="0" r="0" b="0"/>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7"/>
                    <a:srcRect/>
                    <a:stretch>
                      <a:fillRect/>
                    </a:stretch>
                  </pic:blipFill>
                  <pic:spPr>
                    <a:xfrm>
                      <a:off x="0" y="0"/>
                      <a:ext cx="2943225" cy="2043113"/>
                    </a:xfrm>
                    <a:prstGeom prst="rect">
                      <a:avLst/>
                    </a:prstGeom>
                    <a:ln/>
                  </pic:spPr>
                </pic:pic>
              </a:graphicData>
            </a:graphic>
          </wp:inline>
        </w:drawing>
      </w:r>
    </w:p>
    <w:p w14:paraId="75C0849C" w14:textId="77777777" w:rsidR="00A92B37" w:rsidRDefault="00A2773D">
      <w:pPr>
        <w:pStyle w:val="normal0"/>
        <w:spacing w:line="480" w:lineRule="auto"/>
        <w:ind w:firstLine="720"/>
      </w:pPr>
      <w:r>
        <w:rPr>
          <w:sz w:val="24"/>
        </w:rPr>
        <w:t>(</w:t>
      </w:r>
      <w:r>
        <w:rPr>
          <w:i/>
          <w:sz w:val="24"/>
        </w:rPr>
        <w:t>Figure 1</w:t>
      </w:r>
      <w:r>
        <w:rPr>
          <w:sz w:val="24"/>
        </w:rPr>
        <w:t>:Above on the left is the speed dial from Opera and on the right the new homepage is being set. After setting the new homepage user frustration skyrockets as the user realizes that the changes they made did nothing.)</w:t>
      </w:r>
    </w:p>
    <w:p w14:paraId="75AC5446" w14:textId="19955E66" w:rsidR="00A92B37" w:rsidRDefault="00A2773D">
      <w:pPr>
        <w:pStyle w:val="normal0"/>
        <w:spacing w:line="480" w:lineRule="auto"/>
        <w:ind w:firstLine="720"/>
      </w:pPr>
      <w:r>
        <w:rPr>
          <w:sz w:val="24"/>
        </w:rPr>
        <w:t>The Safari browser performed better than anticipated during the usability testing in particular with the print a webpage task where testers were able to register fast times because</w:t>
      </w:r>
      <w:ins w:id="22" w:author="John David N. Dionisio" w:date="2014-10-17T23:53:00Z">
        <w:r>
          <w:rPr>
            <w:sz w:val="24"/>
          </w:rPr>
          <w:t xml:space="preserve"> of</w:t>
        </w:r>
      </w:ins>
      <w:r>
        <w:rPr>
          <w:sz w:val="24"/>
        </w:rPr>
        <w:t xml:space="preserve"> the system</w:t>
      </w:r>
      <w:ins w:id="23" w:author="John David N. Dionisio" w:date="2014-10-17T23:53:00Z">
        <w:r>
          <w:rPr>
            <w:sz w:val="24"/>
          </w:rPr>
          <w:t>’</w:t>
        </w:r>
      </w:ins>
      <w:r>
        <w:rPr>
          <w:sz w:val="24"/>
        </w:rPr>
        <w:t xml:space="preserve">s very </w:t>
      </w:r>
      <w:commentRangeStart w:id="24"/>
      <w:r>
        <w:rPr>
          <w:sz w:val="24"/>
        </w:rPr>
        <w:t>high level of learnability</w:t>
      </w:r>
      <w:commentRangeEnd w:id="24"/>
      <w:r>
        <w:rPr>
          <w:rStyle w:val="CommentReference"/>
        </w:rPr>
        <w:commentReference w:id="24"/>
      </w:r>
      <w:r>
        <w:rPr>
          <w:sz w:val="24"/>
        </w:rPr>
        <w:t xml:space="preserve">. The same test on Opera registered a recurring </w:t>
      </w:r>
      <w:proofErr w:type="gramStart"/>
      <w:r>
        <w:rPr>
          <w:sz w:val="24"/>
        </w:rPr>
        <w:t>error</w:t>
      </w:r>
      <w:proofErr w:type="gramEnd"/>
      <w:r>
        <w:rPr>
          <w:sz w:val="24"/>
        </w:rPr>
        <w:t xml:space="preserve"> as the testers would try to </w:t>
      </w:r>
      <w:commentRangeStart w:id="25"/>
      <w:r>
        <w:rPr>
          <w:sz w:val="24"/>
        </w:rPr>
        <w:t>print out the homepage to no avail as the browser could only print out a page that was not the homepage</w:t>
      </w:r>
      <w:commentRangeEnd w:id="25"/>
      <w:r>
        <w:rPr>
          <w:rStyle w:val="CommentReference"/>
        </w:rPr>
        <w:commentReference w:id="25"/>
      </w:r>
      <w:r>
        <w:rPr>
          <w:sz w:val="24"/>
        </w:rPr>
        <w:t xml:space="preserve">. </w:t>
      </w:r>
    </w:p>
    <w:p w14:paraId="6F29E827" w14:textId="77777777" w:rsidR="00A92B37" w:rsidRDefault="00A92B37">
      <w:pPr>
        <w:pStyle w:val="normal0"/>
        <w:spacing w:line="480" w:lineRule="auto"/>
        <w:ind w:firstLine="720"/>
      </w:pPr>
    </w:p>
    <w:p w14:paraId="35BC2192" w14:textId="77777777" w:rsidR="00A92B37" w:rsidRDefault="00A92B37">
      <w:pPr>
        <w:pStyle w:val="normal0"/>
        <w:spacing w:line="480" w:lineRule="auto"/>
        <w:ind w:firstLine="720"/>
      </w:pPr>
    </w:p>
    <w:p w14:paraId="0D60AC31" w14:textId="77777777" w:rsidR="00A92B37" w:rsidRDefault="00A2773D">
      <w:pPr>
        <w:pStyle w:val="normal0"/>
        <w:spacing w:line="480" w:lineRule="auto"/>
      </w:pPr>
      <w:r>
        <w:rPr>
          <w:noProof/>
        </w:rPr>
        <w:drawing>
          <wp:inline distT="114300" distB="114300" distL="114300" distR="114300" wp14:anchorId="2AD5A93D" wp14:editId="61CA57E8">
            <wp:extent cx="2657475" cy="1881188"/>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2657475" cy="1881188"/>
                    </a:xfrm>
                    <a:prstGeom prst="rect">
                      <a:avLst/>
                    </a:prstGeom>
                    <a:ln/>
                  </pic:spPr>
                </pic:pic>
              </a:graphicData>
            </a:graphic>
          </wp:inline>
        </w:drawing>
      </w:r>
      <w:r>
        <w:rPr>
          <w:noProof/>
        </w:rPr>
        <w:drawing>
          <wp:inline distT="114300" distB="114300" distL="114300" distR="114300" wp14:anchorId="2A9B5BD0" wp14:editId="251E100F">
            <wp:extent cx="2647950" cy="1900238"/>
            <wp:effectExtent l="0" t="0" r="0" b="0"/>
            <wp:docPr id="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9"/>
                    <a:srcRect/>
                    <a:stretch>
                      <a:fillRect/>
                    </a:stretch>
                  </pic:blipFill>
                  <pic:spPr>
                    <a:xfrm>
                      <a:off x="0" y="0"/>
                      <a:ext cx="2647950" cy="1900238"/>
                    </a:xfrm>
                    <a:prstGeom prst="rect">
                      <a:avLst/>
                    </a:prstGeom>
                    <a:ln/>
                  </pic:spPr>
                </pic:pic>
              </a:graphicData>
            </a:graphic>
          </wp:inline>
        </w:drawing>
      </w:r>
      <w:r>
        <w:rPr>
          <w:sz w:val="24"/>
        </w:rPr>
        <w:t xml:space="preserve">        </w:t>
      </w:r>
      <w:r>
        <w:rPr>
          <w:noProof/>
        </w:rPr>
        <w:drawing>
          <wp:inline distT="114300" distB="114300" distL="114300" distR="114300" wp14:anchorId="0D5ACC98" wp14:editId="6F679F15">
            <wp:extent cx="2547938" cy="1657350"/>
            <wp:effectExtent l="0" t="0" r="0" b="0"/>
            <wp:docPr id="6"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0"/>
                    <a:srcRect/>
                    <a:stretch>
                      <a:fillRect/>
                    </a:stretch>
                  </pic:blipFill>
                  <pic:spPr>
                    <a:xfrm>
                      <a:off x="0" y="0"/>
                      <a:ext cx="2547938" cy="1657350"/>
                    </a:xfrm>
                    <a:prstGeom prst="rect">
                      <a:avLst/>
                    </a:prstGeom>
                    <a:ln/>
                  </pic:spPr>
                </pic:pic>
              </a:graphicData>
            </a:graphic>
          </wp:inline>
        </w:drawing>
      </w:r>
      <w:r>
        <w:rPr>
          <w:noProof/>
        </w:rPr>
        <w:drawing>
          <wp:inline distT="114300" distB="114300" distL="114300" distR="114300" wp14:anchorId="754EEDD9" wp14:editId="70079C88">
            <wp:extent cx="2652713" cy="1662196"/>
            <wp:effectExtent l="0" t="0" r="0" b="0"/>
            <wp:docPr id="5"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1"/>
                    <a:srcRect/>
                    <a:stretch>
                      <a:fillRect/>
                    </a:stretch>
                  </pic:blipFill>
                  <pic:spPr>
                    <a:xfrm>
                      <a:off x="0" y="0"/>
                      <a:ext cx="2652713" cy="1662196"/>
                    </a:xfrm>
                    <a:prstGeom prst="rect">
                      <a:avLst/>
                    </a:prstGeom>
                    <a:ln/>
                  </pic:spPr>
                </pic:pic>
              </a:graphicData>
            </a:graphic>
          </wp:inline>
        </w:drawing>
      </w:r>
    </w:p>
    <w:p w14:paraId="50BA9896" w14:textId="77777777" w:rsidR="00A92B37" w:rsidRDefault="00A2773D">
      <w:pPr>
        <w:pStyle w:val="normal0"/>
        <w:spacing w:line="480" w:lineRule="auto"/>
        <w:ind w:firstLine="720"/>
      </w:pPr>
      <w:r>
        <w:rPr>
          <w:sz w:val="24"/>
        </w:rPr>
        <w:t>(</w:t>
      </w:r>
      <w:r>
        <w:rPr>
          <w:i/>
          <w:sz w:val="24"/>
        </w:rPr>
        <w:t>Figure 2</w:t>
      </w:r>
      <w:r>
        <w:rPr>
          <w:sz w:val="24"/>
        </w:rPr>
        <w:t>: The screenshots above show the same problem in both of the browsers possibly because of a usability error in the Apple OS or the Apple guidelines.)</w:t>
      </w:r>
    </w:p>
    <w:p w14:paraId="217C8298" w14:textId="77777777" w:rsidR="00A92B37" w:rsidRDefault="00A92B37">
      <w:pPr>
        <w:pStyle w:val="normal0"/>
        <w:spacing w:line="480" w:lineRule="auto"/>
        <w:ind w:firstLine="720"/>
      </w:pPr>
    </w:p>
    <w:p w14:paraId="40AABB5D" w14:textId="01C68832" w:rsidR="00A92B37" w:rsidRDefault="00A2773D">
      <w:pPr>
        <w:pStyle w:val="normal0"/>
        <w:spacing w:line="480" w:lineRule="auto"/>
        <w:ind w:firstLine="720"/>
      </w:pPr>
      <w:r>
        <w:rPr>
          <w:sz w:val="24"/>
        </w:rPr>
        <w:t xml:space="preserve">An error that plagued both of the browsers was found in the final task of zooming into a webpage. Each of the browsers have 2 different zoom functions on that increases the size of the window and one that enhances the browser, one is labeled </w:t>
      </w:r>
      <w:commentRangeStart w:id="26"/>
      <w:del w:id="27" w:author="John David N. Dionisio" w:date="2014-10-17T23:56:00Z">
        <w:r w:rsidRPr="00C97B32" w:rsidDel="00C97B32">
          <w:rPr>
            <w:i/>
            <w:sz w:val="24"/>
            <w:rPrChange w:id="28" w:author="John David N. Dionisio" w:date="2014-10-17T23:56:00Z">
              <w:rPr>
                <w:sz w:val="24"/>
              </w:rPr>
            </w:rPrChange>
          </w:rPr>
          <w:delText xml:space="preserve">zoom </w:delText>
        </w:r>
      </w:del>
      <w:ins w:id="29" w:author="John David N. Dionisio" w:date="2014-10-17T23:56:00Z">
        <w:r w:rsidR="00C97B32" w:rsidRPr="00C97B32">
          <w:rPr>
            <w:i/>
            <w:sz w:val="24"/>
            <w:rPrChange w:id="30" w:author="John David N. Dionisio" w:date="2014-10-17T23:56:00Z">
              <w:rPr>
                <w:sz w:val="24"/>
              </w:rPr>
            </w:rPrChange>
          </w:rPr>
          <w:t>Z</w:t>
        </w:r>
        <w:r w:rsidR="00C97B32" w:rsidRPr="00C97B32">
          <w:rPr>
            <w:i/>
            <w:sz w:val="24"/>
            <w:rPrChange w:id="31" w:author="John David N. Dionisio" w:date="2014-10-17T23:56:00Z">
              <w:rPr>
                <w:sz w:val="24"/>
              </w:rPr>
            </w:rPrChange>
          </w:rPr>
          <w:t>oom</w:t>
        </w:r>
        <w:r w:rsidR="00C97B32">
          <w:rPr>
            <w:sz w:val="24"/>
          </w:rPr>
          <w:t xml:space="preserve"> </w:t>
        </w:r>
      </w:ins>
      <w:r>
        <w:rPr>
          <w:sz w:val="24"/>
        </w:rPr>
        <w:t>and the other</w:t>
      </w:r>
      <w:del w:id="32" w:author="John David N. Dionisio" w:date="2014-10-17T23:55:00Z">
        <w:r w:rsidDel="00C97B32">
          <w:rPr>
            <w:sz w:val="24"/>
          </w:rPr>
          <w:delText>ed</w:delText>
        </w:r>
      </w:del>
      <w:r>
        <w:rPr>
          <w:sz w:val="24"/>
        </w:rPr>
        <w:t xml:space="preserve"> is labeled </w:t>
      </w:r>
      <w:del w:id="33" w:author="John David N. Dionisio" w:date="2014-10-17T23:56:00Z">
        <w:r w:rsidRPr="00C97B32" w:rsidDel="00C97B32">
          <w:rPr>
            <w:i/>
            <w:sz w:val="24"/>
            <w:rPrChange w:id="34" w:author="John David N. Dionisio" w:date="2014-10-17T23:56:00Z">
              <w:rPr>
                <w:sz w:val="24"/>
              </w:rPr>
            </w:rPrChange>
          </w:rPr>
          <w:delText>zoom</w:delText>
        </w:r>
      </w:del>
      <w:ins w:id="35" w:author="John David N. Dionisio" w:date="2014-10-17T23:56:00Z">
        <w:r w:rsidR="00C97B32">
          <w:rPr>
            <w:i/>
            <w:sz w:val="24"/>
          </w:rPr>
          <w:t>Zoom In</w:t>
        </w:r>
        <w:commentRangeEnd w:id="26"/>
        <w:r w:rsidR="00C97B32">
          <w:rPr>
            <w:rStyle w:val="CommentReference"/>
          </w:rPr>
          <w:commentReference w:id="26"/>
        </w:r>
        <w:r w:rsidR="00C97B32">
          <w:rPr>
            <w:i/>
            <w:sz w:val="24"/>
          </w:rPr>
          <w:t xml:space="preserve"> </w:t>
        </w:r>
      </w:ins>
      <w:r>
        <w:rPr>
          <w:sz w:val="24"/>
        </w:rPr>
        <w:t>(see Figure 2)</w:t>
      </w:r>
      <w:del w:id="37" w:author="John David N. Dionisio" w:date="2014-10-17T23:56:00Z">
        <w:r w:rsidDel="00C97B32">
          <w:rPr>
            <w:sz w:val="24"/>
          </w:rPr>
          <w:delText xml:space="preserve"> in</w:delText>
        </w:r>
      </w:del>
      <w:r>
        <w:rPr>
          <w:sz w:val="24"/>
        </w:rPr>
        <w:t xml:space="preserve"> which caused confusion leading to errors in the usability of </w:t>
      </w:r>
      <w:del w:id="38" w:author="John David N. Dionisio" w:date="2014-10-17T23:56:00Z">
        <w:r w:rsidDel="00C97B32">
          <w:rPr>
            <w:sz w:val="24"/>
          </w:rPr>
          <w:delText xml:space="preserve"> </w:delText>
        </w:r>
      </w:del>
      <w:r>
        <w:rPr>
          <w:sz w:val="24"/>
        </w:rPr>
        <w:t>both browsers. Because both browsers came to the same error it leads me to believe that the guidelines for creating a browser in the Mac OS might be the problem and could possibly need in adjustment in this area to help with the usability of all browsers on a Mac system. In the screenshot above</w:t>
      </w:r>
      <w:ins w:id="39" w:author="John David N. Dionisio" w:date="2014-10-17T23:57:00Z">
        <w:r w:rsidR="00C97B32">
          <w:rPr>
            <w:sz w:val="24"/>
          </w:rPr>
          <w:t xml:space="preserve"> </w:t>
        </w:r>
      </w:ins>
      <w:r>
        <w:rPr>
          <w:sz w:val="24"/>
        </w:rPr>
        <w:t xml:space="preserve">(figure 2) the usability issue is confirmed to be a product of </w:t>
      </w:r>
      <w:del w:id="40" w:author="John David N. Dionisio" w:date="2014-10-17T23:57:00Z">
        <w:r w:rsidDel="00C97B32">
          <w:rPr>
            <w:sz w:val="24"/>
          </w:rPr>
          <w:delText xml:space="preserve">apples </w:delText>
        </w:r>
      </w:del>
      <w:ins w:id="41" w:author="John David N. Dionisio" w:date="2014-10-17T23:57:00Z">
        <w:r w:rsidR="00C97B32">
          <w:rPr>
            <w:sz w:val="24"/>
          </w:rPr>
          <w:t>A</w:t>
        </w:r>
        <w:r w:rsidR="00C97B32">
          <w:rPr>
            <w:sz w:val="24"/>
          </w:rPr>
          <w:t>pple</w:t>
        </w:r>
        <w:r w:rsidR="00C97B32">
          <w:rPr>
            <w:sz w:val="24"/>
          </w:rPr>
          <w:t>’</w:t>
        </w:r>
        <w:r w:rsidR="00C97B32">
          <w:rPr>
            <w:sz w:val="24"/>
          </w:rPr>
          <w:t xml:space="preserve">s </w:t>
        </w:r>
      </w:ins>
      <w:r>
        <w:rPr>
          <w:sz w:val="24"/>
        </w:rPr>
        <w:t>guidelines.</w:t>
      </w:r>
      <w:ins w:id="42" w:author="John David N. Dionisio" w:date="2014-10-17T23:57:00Z">
        <w:r w:rsidR="00C97B32">
          <w:rPr>
            <w:sz w:val="24"/>
          </w:rPr>
          <w:t xml:space="preserve"> </w:t>
        </w:r>
      </w:ins>
      <w:r>
        <w:rPr>
          <w:sz w:val="24"/>
        </w:rPr>
        <w:t xml:space="preserve">It was found </w:t>
      </w:r>
      <w:ins w:id="43" w:author="John David N. Dionisio" w:date="2014-10-17T23:57:00Z">
        <w:r w:rsidR="00C97B32">
          <w:rPr>
            <w:sz w:val="24"/>
          </w:rPr>
          <w:t xml:space="preserve">that </w:t>
        </w:r>
      </w:ins>
      <w:r>
        <w:rPr>
          <w:sz w:val="24"/>
        </w:rPr>
        <w:t xml:space="preserve">the issue in usability </w:t>
      </w:r>
      <w:r>
        <w:rPr>
          <w:sz w:val="24"/>
        </w:rPr>
        <w:lastRenderedPageBreak/>
        <w:t>stems from the name for the window enhancing button which is not intuitive enough, since the button to make the window smaller is the minimize button it would improve usability for apple to stay consistent and instead of calling the action/button zoom call it maximize</w:t>
      </w:r>
      <w:commentRangeStart w:id="44"/>
      <w:r>
        <w:rPr>
          <w:sz w:val="24"/>
        </w:rPr>
        <w:t>.</w:t>
      </w:r>
      <w:commentRangeEnd w:id="44"/>
      <w:r w:rsidR="00C97B32">
        <w:rPr>
          <w:rStyle w:val="CommentReference"/>
        </w:rPr>
        <w:commentReference w:id="44"/>
      </w:r>
    </w:p>
    <w:p w14:paraId="70E2B6D3" w14:textId="77777777" w:rsidR="00A92B37" w:rsidRDefault="00A2773D">
      <w:pPr>
        <w:pStyle w:val="normal0"/>
        <w:spacing w:line="480" w:lineRule="auto"/>
        <w:ind w:firstLine="720"/>
      </w:pPr>
      <w:r>
        <w:rPr>
          <w:noProof/>
        </w:rPr>
        <w:drawing>
          <wp:inline distT="114300" distB="114300" distL="114300" distR="114300" wp14:anchorId="6F0D139A" wp14:editId="63B5E112">
            <wp:extent cx="5943600" cy="3721100"/>
            <wp:effectExtent l="0" t="0" r="0" b="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14:paraId="448CA6E7" w14:textId="2997CD57" w:rsidR="00A92B37" w:rsidRDefault="00A2773D">
      <w:pPr>
        <w:pStyle w:val="normal0"/>
        <w:spacing w:line="480" w:lineRule="auto"/>
        <w:ind w:firstLine="720"/>
      </w:pPr>
      <w:r>
        <w:rPr>
          <w:sz w:val="24"/>
        </w:rPr>
        <w:t>(</w:t>
      </w:r>
      <w:r>
        <w:rPr>
          <w:i/>
          <w:sz w:val="24"/>
        </w:rPr>
        <w:t>Figure 3</w:t>
      </w:r>
      <w:r>
        <w:rPr>
          <w:sz w:val="24"/>
        </w:rPr>
        <w:t xml:space="preserve">: The usability issue found in both of the browsers is a direct result of </w:t>
      </w:r>
      <w:ins w:id="45" w:author="John David N. Dionisio" w:date="2014-10-17T23:57:00Z">
        <w:r w:rsidR="00C97B32">
          <w:rPr>
            <w:sz w:val="24"/>
          </w:rPr>
          <w:t>A</w:t>
        </w:r>
      </w:ins>
      <w:del w:id="46" w:author="John David N. Dionisio" w:date="2014-10-17T23:58:00Z">
        <w:r w:rsidDel="00C97B32">
          <w:rPr>
            <w:sz w:val="24"/>
          </w:rPr>
          <w:delText>a</w:delText>
        </w:r>
      </w:del>
      <w:r>
        <w:rPr>
          <w:sz w:val="24"/>
        </w:rPr>
        <w:t>pple</w:t>
      </w:r>
      <w:ins w:id="47" w:author="John David N. Dionisio" w:date="2014-10-17T23:58:00Z">
        <w:r w:rsidR="00C97B32">
          <w:rPr>
            <w:sz w:val="24"/>
          </w:rPr>
          <w:t>’</w:t>
        </w:r>
      </w:ins>
      <w:r>
        <w:rPr>
          <w:sz w:val="24"/>
        </w:rPr>
        <w:t>s guidelines calling the maximize button the zoom button)</w:t>
      </w:r>
    </w:p>
    <w:p w14:paraId="62EBB545" w14:textId="760B9240" w:rsidR="00A92B37" w:rsidRDefault="00A2773D">
      <w:pPr>
        <w:pStyle w:val="normal0"/>
        <w:spacing w:line="480" w:lineRule="auto"/>
        <w:ind w:firstLine="720"/>
      </w:pPr>
      <w:r>
        <w:rPr>
          <w:sz w:val="24"/>
        </w:rPr>
        <w:t xml:space="preserve">      Even though Opera and Safari shared a similar error in the zooming task because of a faulty guideline in the Apple’s Human Interface </w:t>
      </w:r>
      <w:proofErr w:type="spellStart"/>
      <w:r>
        <w:rPr>
          <w:sz w:val="24"/>
        </w:rPr>
        <w:t>Guidlines</w:t>
      </w:r>
      <w:proofErr w:type="spellEnd"/>
      <w:r>
        <w:rPr>
          <w:sz w:val="24"/>
        </w:rPr>
        <w:t>,</w:t>
      </w:r>
      <w:ins w:id="48" w:author="John David N. Dionisio" w:date="2014-10-17T23:58:00Z">
        <w:r w:rsidR="00C97B32">
          <w:rPr>
            <w:sz w:val="24"/>
          </w:rPr>
          <w:t xml:space="preserve"> </w:t>
        </w:r>
      </w:ins>
      <w:r>
        <w:rPr>
          <w:sz w:val="24"/>
        </w:rPr>
        <w:t xml:space="preserve">Opera’s browser failed to measure up to the usability of </w:t>
      </w:r>
      <w:del w:id="49" w:author="John David N. Dionisio" w:date="2014-10-17T23:58:00Z">
        <w:r w:rsidDel="00C97B32">
          <w:rPr>
            <w:sz w:val="24"/>
          </w:rPr>
          <w:delText xml:space="preserve"> </w:delText>
        </w:r>
      </w:del>
      <w:r>
        <w:rPr>
          <w:sz w:val="24"/>
        </w:rPr>
        <w:t xml:space="preserve">Safari browser </w:t>
      </w:r>
      <w:commentRangeStart w:id="50"/>
      <w:r>
        <w:rPr>
          <w:sz w:val="24"/>
        </w:rPr>
        <w:t>possibly due to a major disconnect between the developer’s mental model and the users mental model in the system image.</w:t>
      </w:r>
      <w:commentRangeEnd w:id="50"/>
      <w:r w:rsidR="00C97B32">
        <w:rPr>
          <w:rStyle w:val="CommentReference"/>
        </w:rPr>
        <w:commentReference w:id="50"/>
      </w:r>
      <w:r>
        <w:rPr>
          <w:sz w:val="24"/>
        </w:rPr>
        <w:t xml:space="preserve"> </w:t>
      </w:r>
    </w:p>
    <w:p w14:paraId="0796119B" w14:textId="77777777" w:rsidR="00A92B37" w:rsidRDefault="00A92B37">
      <w:pPr>
        <w:pStyle w:val="normal0"/>
      </w:pPr>
    </w:p>
    <w:p w14:paraId="232E0C40" w14:textId="77777777" w:rsidR="00A92B37" w:rsidRDefault="00A92B37">
      <w:pPr>
        <w:pStyle w:val="normal0"/>
      </w:pPr>
    </w:p>
    <w:sectPr w:rsidR="00A92B3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ohn David N. Dionisio" w:date="2014-10-17T23:47:00Z" w:initials="JD">
    <w:p w14:paraId="53885F8E" w14:textId="77777777" w:rsidR="00A2773D" w:rsidRDefault="00A2773D">
      <w:pPr>
        <w:pStyle w:val="CommentText"/>
      </w:pPr>
      <w:r>
        <w:rPr>
          <w:rStyle w:val="CommentReference"/>
        </w:rPr>
        <w:annotationRef/>
      </w:r>
      <w:r>
        <w:t>Interesting statement…but whose definition is it?</w:t>
      </w:r>
    </w:p>
  </w:comment>
  <w:comment w:id="1" w:author="John David N. Dionisio" w:date="2014-10-17T23:47:00Z" w:initials="JD">
    <w:p w14:paraId="31C6B9A1" w14:textId="77777777" w:rsidR="00A2773D" w:rsidRDefault="00A2773D">
      <w:pPr>
        <w:pStyle w:val="CommentText"/>
      </w:pPr>
      <w:r>
        <w:rPr>
          <w:rStyle w:val="CommentReference"/>
        </w:rPr>
        <w:annotationRef/>
      </w:r>
      <w:r>
        <w:t>Nope, that is not the definition of learnability.  It is “time to ____,” but the ____ is not “learn.”</w:t>
      </w:r>
    </w:p>
  </w:comment>
  <w:comment w:id="2" w:author="John David N. Dionisio" w:date="2014-10-17T23:48:00Z" w:initials="JD">
    <w:p w14:paraId="2FCC36AC" w14:textId="77777777" w:rsidR="00A2773D" w:rsidRDefault="00A2773D">
      <w:pPr>
        <w:pStyle w:val="CommentText"/>
      </w:pPr>
      <w:r>
        <w:rPr>
          <w:rStyle w:val="CommentReference"/>
        </w:rPr>
        <w:annotationRef/>
      </w:r>
      <w:r>
        <w:t>Again, close but not quite.  Efficiency is in fact “time to _____” also, except that _____ is different.</w:t>
      </w:r>
    </w:p>
  </w:comment>
  <w:comment w:id="3" w:author="John David N. Dionisio" w:date="2014-10-17T23:49:00Z" w:initials="JD">
    <w:p w14:paraId="485A2E83" w14:textId="77777777" w:rsidR="00A2773D" w:rsidRDefault="00A2773D">
      <w:pPr>
        <w:pStyle w:val="CommentText"/>
      </w:pPr>
      <w:r>
        <w:rPr>
          <w:rStyle w:val="CommentReference"/>
        </w:rPr>
        <w:annotationRef/>
      </w:r>
      <w:r>
        <w:rPr>
          <w:rStyle w:val="CommentReference"/>
        </w:rPr>
        <w:t>Unnecessarily repeated word.</w:t>
      </w:r>
    </w:p>
  </w:comment>
  <w:comment w:id="7" w:author="John David N. Dionisio" w:date="2014-10-17T23:50:00Z" w:initials="JD">
    <w:p w14:paraId="2B67B554" w14:textId="2E266275" w:rsidR="00A2773D" w:rsidRDefault="00A2773D">
      <w:pPr>
        <w:pStyle w:val="CommentText"/>
      </w:pPr>
      <w:r>
        <w:rPr>
          <w:rStyle w:val="CommentReference"/>
        </w:rPr>
        <w:annotationRef/>
      </w:r>
      <w:r>
        <w:t>I see what you mean, but I don’t think this is the right phrase.  “Hypothesis” is better.</w:t>
      </w:r>
    </w:p>
  </w:comment>
  <w:comment w:id="8" w:author="John David N. Dionisio" w:date="2014-10-17T23:50:00Z" w:initials="JD">
    <w:p w14:paraId="119BE86A" w14:textId="3B189F0D" w:rsidR="00A2773D" w:rsidRDefault="00A2773D">
      <w:pPr>
        <w:pStyle w:val="CommentText"/>
      </w:pPr>
      <w:r>
        <w:rPr>
          <w:rStyle w:val="CommentReference"/>
        </w:rPr>
        <w:annotationRef/>
      </w:r>
      <w:r>
        <w:t>Ah, there it is.</w:t>
      </w:r>
    </w:p>
  </w:comment>
  <w:comment w:id="10" w:author="John David N. Dionisio" w:date="2014-10-17T23:51:00Z" w:initials="JD">
    <w:p w14:paraId="31377C4D" w14:textId="2CC2DF2E" w:rsidR="00A2773D" w:rsidRDefault="00A2773D">
      <w:pPr>
        <w:pStyle w:val="CommentText"/>
      </w:pPr>
      <w:r>
        <w:rPr>
          <w:rStyle w:val="CommentReference"/>
        </w:rPr>
        <w:annotationRef/>
      </w:r>
      <w:r>
        <w:t>This was a three-fold run-on sentence…definitely avoid this.</w:t>
      </w:r>
    </w:p>
  </w:comment>
  <w:comment w:id="18" w:author="John David N. Dionisio" w:date="2014-10-17T23:52:00Z" w:initials="JD">
    <w:p w14:paraId="440C310F" w14:textId="22C2E491" w:rsidR="00A2773D" w:rsidRDefault="00A2773D">
      <w:pPr>
        <w:pStyle w:val="CommentText"/>
      </w:pPr>
      <w:ins w:id="20" w:author="John David N. Dionisio" w:date="2014-10-17T23:52:00Z">
        <w:r>
          <w:rPr>
            <w:rStyle w:val="CommentReference"/>
          </w:rPr>
          <w:annotationRef/>
        </w:r>
      </w:ins>
    </w:p>
  </w:comment>
  <w:comment w:id="21" w:author="John David N. Dionisio" w:date="2014-10-17T23:53:00Z" w:initials="JD">
    <w:p w14:paraId="29C75988" w14:textId="43085662" w:rsidR="00A2773D" w:rsidRDefault="00A2773D">
      <w:pPr>
        <w:pStyle w:val="CommentText"/>
      </w:pPr>
      <w:r>
        <w:rPr>
          <w:rStyle w:val="CommentReference"/>
        </w:rPr>
        <w:annotationRef/>
      </w:r>
      <w:r>
        <w:t>You mention a lot of buzzwords here, but they sound exactly like that—buzzwords.  The terms are there, but little substance to explain why those terms were chosen.</w:t>
      </w:r>
    </w:p>
  </w:comment>
  <w:comment w:id="24" w:author="John David N. Dionisio" w:date="2014-10-17T23:54:00Z" w:initials="JD">
    <w:p w14:paraId="1253236F" w14:textId="52BFB87D" w:rsidR="00A2773D" w:rsidRPr="00A2773D" w:rsidRDefault="00A2773D">
      <w:pPr>
        <w:pStyle w:val="CommentText"/>
      </w:pPr>
      <w:r>
        <w:rPr>
          <w:rStyle w:val="CommentReference"/>
        </w:rPr>
        <w:annotationRef/>
      </w:r>
      <w:r>
        <w:t xml:space="preserve">Wait, this reasoning is circular: registering fast times </w:t>
      </w:r>
      <w:r>
        <w:rPr>
          <w:i/>
        </w:rPr>
        <w:t>is</w:t>
      </w:r>
      <w:r>
        <w:t xml:space="preserve"> high learnability.  So you can’t say that the fast times are </w:t>
      </w:r>
      <w:r>
        <w:rPr>
          <w:i/>
        </w:rPr>
        <w:t>because</w:t>
      </w:r>
      <w:r>
        <w:t xml:space="preserve"> of learnability.  And while we’re on that…learnability is a metric that only applies to users unfamiliar with the system.  Were your users unfamiliar with Safari and Opera?</w:t>
      </w:r>
    </w:p>
  </w:comment>
  <w:comment w:id="25" w:author="John David N. Dionisio" w:date="2014-10-17T23:55:00Z" w:initials="JD">
    <w:p w14:paraId="20158527" w14:textId="04CD8740" w:rsidR="00A2773D" w:rsidRDefault="00A2773D">
      <w:pPr>
        <w:pStyle w:val="CommentText"/>
      </w:pPr>
      <w:r>
        <w:rPr>
          <w:rStyle w:val="CommentReference"/>
        </w:rPr>
        <w:annotationRef/>
      </w:r>
      <w:r>
        <w:t>I thought that the task was to print a page from the Internet.  When did it become printing out the home page?</w:t>
      </w:r>
    </w:p>
  </w:comment>
  <w:comment w:id="26" w:author="John David N. Dionisio" w:date="2014-10-17T23:56:00Z" w:initials="JD">
    <w:p w14:paraId="3B969E16" w14:textId="30FF6753" w:rsidR="00C97B32" w:rsidRDefault="00C97B32">
      <w:pPr>
        <w:pStyle w:val="CommentText"/>
      </w:pPr>
      <w:ins w:id="36" w:author="John David N. Dionisio" w:date="2014-10-17T23:56:00Z">
        <w:r>
          <w:rPr>
            <w:rStyle w:val="CommentReference"/>
          </w:rPr>
          <w:annotationRef/>
        </w:r>
      </w:ins>
      <w:r>
        <w:t>Use differentiated formatting to indicate that “Zoom” and “Zoom In” are actual labels from the user interface.</w:t>
      </w:r>
    </w:p>
  </w:comment>
  <w:comment w:id="44" w:author="John David N. Dionisio" w:date="2014-10-17T23:57:00Z" w:initials="JD">
    <w:p w14:paraId="386389C1" w14:textId="2148E6D9" w:rsidR="00C97B32" w:rsidRDefault="00C97B32">
      <w:pPr>
        <w:pStyle w:val="CommentText"/>
      </w:pPr>
      <w:r>
        <w:rPr>
          <w:rStyle w:val="CommentReference"/>
        </w:rPr>
        <w:annotationRef/>
      </w:r>
      <w:r>
        <w:t>This reuse of the word “Zoom” is a good find.</w:t>
      </w:r>
    </w:p>
  </w:comment>
  <w:comment w:id="50" w:author="John David N. Dionisio" w:date="2014-10-17T23:59:00Z" w:initials="JD">
    <w:p w14:paraId="34F69CBC" w14:textId="5BDF8DB9" w:rsidR="00C97B32" w:rsidRDefault="00C97B32">
      <w:pPr>
        <w:pStyle w:val="CommentText"/>
      </w:pPr>
      <w:r>
        <w:rPr>
          <w:rStyle w:val="CommentReference"/>
        </w:rPr>
        <w:annotationRef/>
      </w:r>
      <w:r>
        <w:t xml:space="preserve">The “zoom” issue is indeed a good find, but like you said it affects both browsers and so cannot really be used in explaining Safari’s performance.  You sounded like you were about to go into that here, but…the paper has </w:t>
      </w:r>
      <w:r>
        <w:t>ended!</w:t>
      </w:r>
      <w:bookmarkStart w:id="51" w:name="_GoBack"/>
      <w:bookmarkEnd w:id="51"/>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50"/>
  <w:displayBackgroundShape/>
  <w:proofState w:spelling="clean" w:grammar="clean"/>
  <w:trackRevisions/>
  <w:defaultTabStop w:val="720"/>
  <w:characterSpacingControl w:val="doNotCompress"/>
  <w:compat>
    <w:compatSetting w:name="compatibilityMode" w:uri="http://schemas.microsoft.com/office/word" w:val="14"/>
  </w:compat>
  <w:rsids>
    <w:rsidRoot w:val="00A92B37"/>
    <w:rsid w:val="00913C73"/>
    <w:rsid w:val="00A2773D"/>
    <w:rsid w:val="00A92B37"/>
    <w:rsid w:val="00B3608A"/>
    <w:rsid w:val="00C97B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243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B3608A"/>
    <w:rPr>
      <w:sz w:val="18"/>
      <w:szCs w:val="18"/>
    </w:rPr>
  </w:style>
  <w:style w:type="paragraph" w:styleId="CommentText">
    <w:name w:val="annotation text"/>
    <w:basedOn w:val="Normal"/>
    <w:link w:val="CommentTextChar"/>
    <w:uiPriority w:val="99"/>
    <w:semiHidden/>
    <w:unhideWhenUsed/>
    <w:rsid w:val="00B3608A"/>
    <w:pPr>
      <w:spacing w:line="240" w:lineRule="auto"/>
    </w:pPr>
    <w:rPr>
      <w:sz w:val="24"/>
      <w:szCs w:val="24"/>
    </w:rPr>
  </w:style>
  <w:style w:type="character" w:customStyle="1" w:styleId="CommentTextChar">
    <w:name w:val="Comment Text Char"/>
    <w:basedOn w:val="DefaultParagraphFont"/>
    <w:link w:val="CommentText"/>
    <w:uiPriority w:val="99"/>
    <w:semiHidden/>
    <w:rsid w:val="00B3608A"/>
    <w:rPr>
      <w:sz w:val="24"/>
      <w:szCs w:val="24"/>
    </w:rPr>
  </w:style>
  <w:style w:type="paragraph" w:styleId="CommentSubject">
    <w:name w:val="annotation subject"/>
    <w:basedOn w:val="CommentText"/>
    <w:next w:val="CommentText"/>
    <w:link w:val="CommentSubjectChar"/>
    <w:uiPriority w:val="99"/>
    <w:semiHidden/>
    <w:unhideWhenUsed/>
    <w:rsid w:val="00B3608A"/>
    <w:rPr>
      <w:b/>
      <w:bCs/>
      <w:sz w:val="20"/>
      <w:szCs w:val="20"/>
    </w:rPr>
  </w:style>
  <w:style w:type="character" w:customStyle="1" w:styleId="CommentSubjectChar">
    <w:name w:val="Comment Subject Char"/>
    <w:basedOn w:val="CommentTextChar"/>
    <w:link w:val="CommentSubject"/>
    <w:uiPriority w:val="99"/>
    <w:semiHidden/>
    <w:rsid w:val="00B3608A"/>
    <w:rPr>
      <w:b/>
      <w:bCs/>
      <w:sz w:val="20"/>
      <w:szCs w:val="24"/>
    </w:rPr>
  </w:style>
  <w:style w:type="paragraph" w:styleId="BalloonText">
    <w:name w:val="Balloon Text"/>
    <w:basedOn w:val="Normal"/>
    <w:link w:val="BalloonTextChar"/>
    <w:uiPriority w:val="99"/>
    <w:semiHidden/>
    <w:unhideWhenUsed/>
    <w:rsid w:val="00B3608A"/>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3608A"/>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B3608A"/>
    <w:rPr>
      <w:sz w:val="18"/>
      <w:szCs w:val="18"/>
    </w:rPr>
  </w:style>
  <w:style w:type="paragraph" w:styleId="CommentText">
    <w:name w:val="annotation text"/>
    <w:basedOn w:val="Normal"/>
    <w:link w:val="CommentTextChar"/>
    <w:uiPriority w:val="99"/>
    <w:semiHidden/>
    <w:unhideWhenUsed/>
    <w:rsid w:val="00B3608A"/>
    <w:pPr>
      <w:spacing w:line="240" w:lineRule="auto"/>
    </w:pPr>
    <w:rPr>
      <w:sz w:val="24"/>
      <w:szCs w:val="24"/>
    </w:rPr>
  </w:style>
  <w:style w:type="character" w:customStyle="1" w:styleId="CommentTextChar">
    <w:name w:val="Comment Text Char"/>
    <w:basedOn w:val="DefaultParagraphFont"/>
    <w:link w:val="CommentText"/>
    <w:uiPriority w:val="99"/>
    <w:semiHidden/>
    <w:rsid w:val="00B3608A"/>
    <w:rPr>
      <w:sz w:val="24"/>
      <w:szCs w:val="24"/>
    </w:rPr>
  </w:style>
  <w:style w:type="paragraph" w:styleId="CommentSubject">
    <w:name w:val="annotation subject"/>
    <w:basedOn w:val="CommentText"/>
    <w:next w:val="CommentText"/>
    <w:link w:val="CommentSubjectChar"/>
    <w:uiPriority w:val="99"/>
    <w:semiHidden/>
    <w:unhideWhenUsed/>
    <w:rsid w:val="00B3608A"/>
    <w:rPr>
      <w:b/>
      <w:bCs/>
      <w:sz w:val="20"/>
      <w:szCs w:val="20"/>
    </w:rPr>
  </w:style>
  <w:style w:type="character" w:customStyle="1" w:styleId="CommentSubjectChar">
    <w:name w:val="Comment Subject Char"/>
    <w:basedOn w:val="CommentTextChar"/>
    <w:link w:val="CommentSubject"/>
    <w:uiPriority w:val="99"/>
    <w:semiHidden/>
    <w:rsid w:val="00B3608A"/>
    <w:rPr>
      <w:b/>
      <w:bCs/>
      <w:sz w:val="20"/>
      <w:szCs w:val="24"/>
    </w:rPr>
  </w:style>
  <w:style w:type="paragraph" w:styleId="BalloonText">
    <w:name w:val="Balloon Text"/>
    <w:basedOn w:val="Normal"/>
    <w:link w:val="BalloonTextChar"/>
    <w:uiPriority w:val="99"/>
    <w:semiHidden/>
    <w:unhideWhenUsed/>
    <w:rsid w:val="00B3608A"/>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3608A"/>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Pages>
  <Words>704</Words>
  <Characters>4014</Characters>
  <Application>Microsoft Macintosh Word</Application>
  <DocSecurity>0</DocSecurity>
  <Lines>33</Lines>
  <Paragraphs>9</Paragraphs>
  <ScaleCrop>false</ScaleCrop>
  <Company>Loyola Marymount University</Company>
  <LinksUpToDate>false</LinksUpToDate>
  <CharactersWithSpaces>4709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Hueristic evaluation.docx</dc:title>
  <cp:lastModifiedBy>John David N. Dionisio</cp:lastModifiedBy>
  <cp:revision>4</cp:revision>
  <dcterms:created xsi:type="dcterms:W3CDTF">2014-10-18T06:45:00Z</dcterms:created>
  <dcterms:modified xsi:type="dcterms:W3CDTF">2014-10-18T06:59:00Z</dcterms:modified>
</cp:coreProperties>
</file>